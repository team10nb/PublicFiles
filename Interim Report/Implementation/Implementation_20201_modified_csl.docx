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2246BA" w14:textId="77777777" w:rsidR="00CB6DA5" w:rsidRDefault="0056223F">
      <w:pPr>
        <w:pStyle w:val="Subtitle"/>
        <w:spacing w:after="160"/>
      </w:pPr>
      <w:r>
        <w:t>Prototype</w:t>
      </w:r>
    </w:p>
    <w:p w14:paraId="3F0050EC" w14:textId="1B15D122" w:rsidR="00CB6DA5" w:rsidRDefault="0056223F">
      <w:pPr>
        <w:spacing w:after="160"/>
      </w:pPr>
      <w:r>
        <w:t>This is</w:t>
      </w:r>
      <w:ins w:id="0" w:author="陈诗量" w:date="2020-12-09T21:57:00Z">
        <w:r w:rsidR="0089550D">
          <w:t xml:space="preserve"> </w:t>
        </w:r>
      </w:ins>
      <w:ins w:id="1" w:author="陈诗量" w:date="2020-12-09T21:56:00Z">
        <w:r w:rsidR="0089550D">
          <w:rPr>
            <w:rFonts w:ascii="宋体" w:eastAsia="宋体" w:hAnsi="宋体" w:cs="宋体" w:hint="eastAsia"/>
          </w:rPr>
          <w:t>a</w:t>
        </w:r>
        <w:r w:rsidR="0089550D">
          <w:rPr>
            <w:rFonts w:ascii="宋体" w:eastAsia="宋体" w:hAnsi="宋体" w:cs="宋体"/>
          </w:rPr>
          <w:t xml:space="preserve"> </w:t>
        </w:r>
      </w:ins>
      <w:del w:id="2" w:author="陈诗量" w:date="2020-12-09T21:56:00Z">
        <w:r w:rsidDel="0089550D">
          <w:delText xml:space="preserve"> </w:delText>
        </w:r>
      </w:del>
      <w:r>
        <w:t xml:space="preserve">prototype and does not represent final software quality. Elements, layouts and </w:t>
      </w:r>
      <w:proofErr w:type="spellStart"/>
      <w:r>
        <w:t>colours</w:t>
      </w:r>
      <w:proofErr w:type="spellEnd"/>
      <w:r>
        <w:t xml:space="preserve"> may be changed later.</w:t>
      </w:r>
    </w:p>
    <w:p w14:paraId="0A2D3140" w14:textId="77777777" w:rsidR="00CB6DA5" w:rsidRDefault="0056223F">
      <w:pPr>
        <w:spacing w:after="160"/>
      </w:pPr>
      <w:r>
        <w:t xml:space="preserve">The learning process is divided into 5 parts: </w:t>
      </w:r>
      <w:r>
        <w:rPr>
          <w:b/>
          <w:bCs/>
        </w:rPr>
        <w:t>Tutorial</w:t>
      </w:r>
      <w:r>
        <w:t xml:space="preserve">, </w:t>
      </w:r>
      <w:r>
        <w:rPr>
          <w:b/>
          <w:bCs/>
        </w:rPr>
        <w:t>Procedure</w:t>
      </w:r>
      <w:r>
        <w:t xml:space="preserve">, </w:t>
      </w:r>
      <w:r>
        <w:rPr>
          <w:b/>
          <w:bCs/>
        </w:rPr>
        <w:t>Efficiency</w:t>
      </w:r>
      <w:r>
        <w:t xml:space="preserve">, </w:t>
      </w:r>
      <w:r>
        <w:rPr>
          <w:b/>
          <w:bCs/>
        </w:rPr>
        <w:t>Correctness</w:t>
      </w:r>
      <w:r>
        <w:t xml:space="preserve"> and </w:t>
      </w:r>
      <w:r>
        <w:rPr>
          <w:b/>
          <w:bCs/>
        </w:rPr>
        <w:t>Exercise</w:t>
      </w:r>
      <w:r>
        <w:t xml:space="preserve">. Due to lack of space, we mainly focus on </w:t>
      </w:r>
      <w:r w:rsidRPr="0089550D">
        <w:rPr>
          <w:b/>
          <w:bCs/>
          <w:lang w:val="en-GB"/>
          <w:rPrChange w:id="3" w:author="陈诗量" w:date="2020-12-09T21:58:00Z">
            <w:rPr>
              <w:b/>
              <w:bCs/>
            </w:rPr>
          </w:rPrChange>
        </w:rPr>
        <w:t>Procedure</w:t>
      </w:r>
      <w:r>
        <w:t>.</w:t>
      </w:r>
    </w:p>
    <w:p w14:paraId="02C70A9E" w14:textId="7CDCD637" w:rsidR="00CB6DA5" w:rsidRDefault="0056223F">
      <w:pPr>
        <w:spacing w:after="160"/>
      </w:pPr>
      <w:r>
        <w:t xml:space="preserve">In the following figures, the </w:t>
      </w:r>
      <w:r>
        <w:rPr>
          <w:b/>
          <w:bCs/>
        </w:rPr>
        <w:t>grey modules</w:t>
      </w:r>
      <w:r>
        <w:t xml:space="preserve"> are expected to be images or animations (like GIFs), or represent the inside it is an entirety, and the </w:t>
      </w:r>
      <w:r>
        <w:rPr>
          <w:b/>
          <w:bCs/>
        </w:rPr>
        <w:t>sky blue round with numbers</w:t>
      </w:r>
      <w:r>
        <w:t xml:space="preserve">, is helping explain what the object nearest to it does, when the first time it shows. They will be described as </w:t>
      </w:r>
      <w:del w:id="4" w:author="陈诗量" w:date="2020-12-09T22:11:00Z">
        <w:r w:rsidDel="001C50B1">
          <w:delText>[</w:delText>
        </w:r>
      </w:del>
      <w:ins w:id="5" w:author="陈诗量" w:date="2020-12-09T22:11:00Z">
        <w:r w:rsidR="001C50B1">
          <w:t>(</w:t>
        </w:r>
      </w:ins>
      <w:r>
        <w:t>n</w:t>
      </w:r>
      <w:del w:id="6" w:author="陈诗量" w:date="2020-12-09T22:11:00Z">
        <w:r w:rsidDel="001C50B1">
          <w:delText>]</w:delText>
        </w:r>
      </w:del>
      <w:ins w:id="7" w:author="陈诗量" w:date="2020-12-09T22:11:00Z">
        <w:r w:rsidR="001C50B1">
          <w:t>)</w:t>
        </w:r>
      </w:ins>
      <w:r>
        <w:t xml:space="preserve"> in main text.</w:t>
      </w:r>
    </w:p>
    <w:p w14:paraId="28EF02E0" w14:textId="2D2E4B7E" w:rsidR="00CB6DA5" w:rsidRDefault="0056223F">
      <w:pPr>
        <w:spacing w:after="160"/>
      </w:pPr>
      <w:r>
        <w:t xml:space="preserve">In our design, </w:t>
      </w:r>
      <w:del w:id="8" w:author="陈诗量" w:date="2020-12-09T22:08:00Z">
        <w:r w:rsidDel="0089550D">
          <w:delText xml:space="preserve">every </w:delText>
        </w:r>
      </w:del>
      <w:ins w:id="9" w:author="陈诗量" w:date="2020-12-09T22:08:00Z">
        <w:r w:rsidR="0089550D">
          <w:t>each</w:t>
        </w:r>
        <w:r w:rsidR="0089550D">
          <w:t xml:space="preserve"> </w:t>
        </w:r>
      </w:ins>
      <w:r>
        <w:t xml:space="preserve">part has a different </w:t>
      </w:r>
      <w:r>
        <w:rPr>
          <w:b/>
          <w:bCs/>
        </w:rPr>
        <w:t xml:space="preserve">representative </w:t>
      </w:r>
      <w:proofErr w:type="spellStart"/>
      <w:r>
        <w:rPr>
          <w:b/>
          <w:bCs/>
        </w:rPr>
        <w:t>colour</w:t>
      </w:r>
      <w:proofErr w:type="spellEnd"/>
      <w:r>
        <w:t xml:space="preserve">, </w:t>
      </w:r>
      <w:del w:id="10" w:author="陈诗量" w:date="2020-12-09T22:08:00Z">
        <w:r w:rsidDel="0089550D">
          <w:delText xml:space="preserve">with </w:delText>
        </w:r>
      </w:del>
      <w:r>
        <w:rPr>
          <w:b/>
          <w:bCs/>
        </w:rPr>
        <w:t>Tutorial</w:t>
      </w:r>
      <w:r>
        <w:t xml:space="preserve"> pink, </w:t>
      </w:r>
      <w:r>
        <w:rPr>
          <w:b/>
          <w:bCs/>
        </w:rPr>
        <w:t>Procedure</w:t>
      </w:r>
      <w:r>
        <w:t xml:space="preserve"> blue, </w:t>
      </w:r>
      <w:r>
        <w:rPr>
          <w:b/>
          <w:bCs/>
        </w:rPr>
        <w:t>Efficiency</w:t>
      </w:r>
      <w:r>
        <w:t xml:space="preserve"> green, </w:t>
      </w:r>
      <w:r>
        <w:rPr>
          <w:b/>
          <w:bCs/>
        </w:rPr>
        <w:t>Correctness</w:t>
      </w:r>
      <w:r>
        <w:t xml:space="preserve"> red and </w:t>
      </w:r>
      <w:r>
        <w:rPr>
          <w:b/>
          <w:bCs/>
        </w:rPr>
        <w:t>Exercise</w:t>
      </w:r>
      <w:r>
        <w:t xml:space="preserve"> orange. This helps user quickly distinguish which learning part they are in.</w:t>
      </w:r>
    </w:p>
    <w:p w14:paraId="744E1D0C" w14:textId="5331344C" w:rsidR="00CB6DA5" w:rsidRDefault="0056223F">
      <w:pPr>
        <w:spacing w:after="160"/>
      </w:pPr>
      <w:r>
        <w:t xml:space="preserve">When the software is firstly opened, it will ask if the user is completely </w:t>
      </w:r>
      <w:ins w:id="11" w:author="陈诗量" w:date="2020-12-09T22:08:00Z">
        <w:r w:rsidR="0089550D">
          <w:t xml:space="preserve">a </w:t>
        </w:r>
      </w:ins>
      <w:r>
        <w:t xml:space="preserve">beginner and want to have a beginner level </w:t>
      </w:r>
      <w:r>
        <w:rPr>
          <w:b/>
          <w:bCs/>
        </w:rPr>
        <w:t>Tutorial</w:t>
      </w:r>
      <w:r>
        <w:t>. We prepare</w:t>
      </w:r>
      <w:del w:id="12" w:author="陈诗量" w:date="2020-12-09T22:08:00Z">
        <w:r w:rsidDel="0089550D">
          <w:delText>d</w:delText>
        </w:r>
      </w:del>
      <w:r>
        <w:t xml:space="preserve"> basic algorithms and other simple topics, helping users gain initiate knowledge about algorithms. If the user selected he</w:t>
      </w:r>
      <w:del w:id="13" w:author="陈诗量" w:date="2020-12-09T22:09:00Z">
        <w:r w:rsidDel="0089550D">
          <w:delText xml:space="preserve"> </w:delText>
        </w:r>
      </w:del>
      <w:r>
        <w:t>/</w:t>
      </w:r>
      <w:del w:id="14" w:author="陈诗量" w:date="2020-12-09T22:09:00Z">
        <w:r w:rsidDel="0089550D">
          <w:delText xml:space="preserve"> </w:delText>
        </w:r>
      </w:del>
      <w:r>
        <w:t>she is not complete beginner, he</w:t>
      </w:r>
      <w:del w:id="15" w:author="陈诗量" w:date="2020-12-09T22:09:00Z">
        <w:r w:rsidDel="0089550D">
          <w:delText xml:space="preserve"> </w:delText>
        </w:r>
      </w:del>
      <w:r>
        <w:t>/</w:t>
      </w:r>
      <w:del w:id="16" w:author="陈诗量" w:date="2020-12-09T22:09:00Z">
        <w:r w:rsidDel="0089550D">
          <w:delText xml:space="preserve"> </w:delText>
        </w:r>
      </w:del>
      <w:r>
        <w:t xml:space="preserve">she will </w:t>
      </w:r>
      <w:del w:id="17" w:author="陈诗量" w:date="2020-12-09T22:09:00Z">
        <w:r w:rsidDel="001C50B1">
          <w:delText xml:space="preserve">jump </w:delText>
        </w:r>
      </w:del>
      <w:ins w:id="18" w:author="陈诗量" w:date="2020-12-09T22:09:00Z">
        <w:r w:rsidR="001C50B1">
          <w:t>skip</w:t>
        </w:r>
        <w:r w:rsidR="001C50B1">
          <w:t xml:space="preserve"> </w:t>
        </w:r>
      </w:ins>
      <w:r>
        <w:t xml:space="preserve">this part, but can </w:t>
      </w:r>
      <w:ins w:id="19" w:author="陈诗量" w:date="2020-12-09T22:09:00Z">
        <w:r w:rsidR="0089550D">
          <w:t xml:space="preserve">go </w:t>
        </w:r>
      </w:ins>
      <w:r>
        <w:t>back to this later.</w:t>
      </w:r>
    </w:p>
    <w:p w14:paraId="73BD45C0" w14:textId="77777777" w:rsidR="00CB6DA5" w:rsidRDefault="00CB6DA5">
      <w:pPr>
        <w:spacing w:after="160"/>
      </w:pPr>
    </w:p>
    <w:p w14:paraId="3F29C246" w14:textId="77777777" w:rsidR="00CB6DA5" w:rsidRDefault="0056223F">
      <w:pPr>
        <w:spacing w:after="160"/>
      </w:pPr>
      <w:r>
        <w:rPr>
          <w:noProof/>
        </w:rPr>
        <w:drawing>
          <wp:inline distT="0" distB="0" distL="0" distR="0" wp14:anchorId="038DA801" wp14:editId="6C72E642">
            <wp:extent cx="6120057" cy="344253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ototype 20201209.001.jpeg"/>
                    <pic:cNvPicPr>
                      <a:picLocks noChangeAspect="1"/>
                    </pic:cNvPicPr>
                  </pic:nvPicPr>
                  <pic:blipFill>
                    <a:blip r:embed="rId6"/>
                    <a:srcRect/>
                    <a:stretch>
                      <a:fillRect/>
                    </a:stretch>
                  </pic:blipFill>
                  <pic:spPr>
                    <a:xfrm>
                      <a:off x="0" y="0"/>
                      <a:ext cx="6120057" cy="3442532"/>
                    </a:xfrm>
                    <a:prstGeom prst="rect">
                      <a:avLst/>
                    </a:prstGeom>
                    <a:ln w="12700" cap="flat">
                      <a:noFill/>
                      <a:miter lim="400000"/>
                    </a:ln>
                    <a:effectLst/>
                  </pic:spPr>
                </pic:pic>
              </a:graphicData>
            </a:graphic>
          </wp:inline>
        </w:drawing>
      </w:r>
    </w:p>
    <w:p w14:paraId="400EC415" w14:textId="77777777" w:rsidR="00CB6DA5" w:rsidRDefault="0056223F">
      <w:pPr>
        <w:spacing w:after="160"/>
      </w:pPr>
      <w:r>
        <w:t>Figure 1. Tutorial page</w:t>
      </w:r>
    </w:p>
    <w:p w14:paraId="11852C81" w14:textId="77777777" w:rsidR="00CB6DA5" w:rsidRDefault="00CB6DA5">
      <w:pPr>
        <w:spacing w:after="160"/>
      </w:pPr>
    </w:p>
    <w:p w14:paraId="3D09004B" w14:textId="3924E83B" w:rsidR="00CB6DA5" w:rsidRDefault="0056223F">
      <w:pPr>
        <w:spacing w:after="160"/>
      </w:pPr>
      <w:r>
        <w:t xml:space="preserve">Below are the main pages of </w:t>
      </w:r>
      <w:r>
        <w:rPr>
          <w:b/>
          <w:bCs/>
        </w:rPr>
        <w:t>Procedure</w:t>
      </w:r>
      <w:r>
        <w:t xml:space="preserve">, </w:t>
      </w:r>
      <w:r>
        <w:rPr>
          <w:b/>
          <w:bCs/>
        </w:rPr>
        <w:t>Efficiency</w:t>
      </w:r>
      <w:r>
        <w:t xml:space="preserve"> and </w:t>
      </w:r>
      <w:r>
        <w:rPr>
          <w:b/>
          <w:bCs/>
        </w:rPr>
        <w:t>Correctness</w:t>
      </w:r>
      <w:r>
        <w:t xml:space="preserve"> parts. Take </w:t>
      </w:r>
      <w:r>
        <w:rPr>
          <w:b/>
          <w:bCs/>
        </w:rPr>
        <w:t>Procedure</w:t>
      </w:r>
      <w:r>
        <w:t xml:space="preserve"> part for example</w:t>
      </w:r>
      <w:del w:id="20" w:author="陈诗量" w:date="2020-12-09T22:10:00Z">
        <w:r w:rsidDel="001C50B1">
          <w:delText xml:space="preserve"> to explain</w:delText>
        </w:r>
      </w:del>
      <w:r>
        <w:t xml:space="preserve">. </w:t>
      </w:r>
      <w:del w:id="21" w:author="陈诗量" w:date="2020-12-09T22:10:00Z">
        <w:r w:rsidDel="001C50B1">
          <w:delText>[</w:delText>
        </w:r>
      </w:del>
      <w:ins w:id="22" w:author="陈诗量" w:date="2020-12-09T22:10:00Z">
        <w:r w:rsidR="001C50B1">
          <w:t>(</w:t>
        </w:r>
      </w:ins>
      <w:r>
        <w:t>1</w:t>
      </w:r>
      <w:del w:id="23" w:author="陈诗量" w:date="2020-12-09T22:10:00Z">
        <w:r w:rsidDel="001C50B1">
          <w:delText xml:space="preserve">] </w:delText>
        </w:r>
      </w:del>
      <w:ins w:id="24" w:author="陈诗量" w:date="2020-12-09T22:10:00Z">
        <w:r w:rsidR="001C50B1">
          <w:t>)</w:t>
        </w:r>
        <w:r w:rsidR="001C50B1">
          <w:t xml:space="preserve"> </w:t>
        </w:r>
      </w:ins>
      <w:r>
        <w:t xml:space="preserve">is an </w:t>
      </w:r>
      <w:r>
        <w:rPr>
          <w:b/>
          <w:bCs/>
        </w:rPr>
        <w:t>algorithm block</w:t>
      </w:r>
      <w:r>
        <w:t xml:space="preserve"> to be learn. User is able to click it to enter the following learning process of this algorithm. Every </w:t>
      </w:r>
      <w:del w:id="25" w:author="陈诗量" w:date="2020-12-09T22:10:00Z">
        <w:r w:rsidDel="001C50B1">
          <w:delText>[</w:delText>
        </w:r>
      </w:del>
      <w:ins w:id="26" w:author="陈诗量" w:date="2020-12-09T22:10:00Z">
        <w:r w:rsidR="001C50B1">
          <w:t>(</w:t>
        </w:r>
      </w:ins>
      <w:r>
        <w:t>2</w:t>
      </w:r>
      <w:del w:id="27" w:author="陈诗量" w:date="2020-12-09T22:10:00Z">
        <w:r w:rsidDel="001C50B1">
          <w:delText xml:space="preserve">] </w:delText>
        </w:r>
      </w:del>
      <w:ins w:id="28" w:author="陈诗量" w:date="2020-12-09T22:10:00Z">
        <w:r w:rsidR="001C50B1">
          <w:t>)</w:t>
        </w:r>
        <w:r w:rsidR="001C50B1">
          <w:t xml:space="preserve"> </w:t>
        </w:r>
      </w:ins>
      <w:r>
        <w:t xml:space="preserve">below the </w:t>
      </w:r>
      <w:del w:id="29" w:author="陈诗量" w:date="2020-12-09T22:10:00Z">
        <w:r w:rsidDel="001C50B1">
          <w:delText>[</w:delText>
        </w:r>
      </w:del>
      <w:ins w:id="30" w:author="陈诗量" w:date="2020-12-09T22:10:00Z">
        <w:r w:rsidR="001C50B1">
          <w:t>(</w:t>
        </w:r>
      </w:ins>
      <w:r>
        <w:t>1</w:t>
      </w:r>
      <w:del w:id="31" w:author="陈诗量" w:date="2020-12-09T22:10:00Z">
        <w:r w:rsidDel="001C50B1">
          <w:delText xml:space="preserve">] </w:delText>
        </w:r>
      </w:del>
      <w:ins w:id="32" w:author="陈诗量" w:date="2020-12-09T22:10:00Z">
        <w:r w:rsidR="001C50B1">
          <w:t>)</w:t>
        </w:r>
        <w:r w:rsidR="001C50B1">
          <w:t xml:space="preserve"> </w:t>
        </w:r>
      </w:ins>
      <w:r>
        <w:t xml:space="preserve">algorithm block, is a progress bar, showing the percentage user have learnt in this module. Two buttons at </w:t>
      </w:r>
      <w:del w:id="33" w:author="陈诗量" w:date="2020-12-09T22:10:00Z">
        <w:r w:rsidDel="001C50B1">
          <w:delText>[</w:delText>
        </w:r>
      </w:del>
      <w:ins w:id="34" w:author="陈诗量" w:date="2020-12-09T22:10:00Z">
        <w:r w:rsidR="001C50B1">
          <w:t>(</w:t>
        </w:r>
      </w:ins>
      <w:r>
        <w:t>4</w:t>
      </w:r>
      <w:del w:id="35" w:author="陈诗量" w:date="2020-12-09T22:10:00Z">
        <w:r w:rsidDel="001C50B1">
          <w:delText xml:space="preserve">] </w:delText>
        </w:r>
      </w:del>
      <w:ins w:id="36" w:author="陈诗量" w:date="2020-12-09T22:10:00Z">
        <w:r w:rsidR="001C50B1">
          <w:t>)</w:t>
        </w:r>
        <w:r w:rsidR="001C50B1">
          <w:t xml:space="preserve"> </w:t>
        </w:r>
      </w:ins>
      <w:r>
        <w:t xml:space="preserve">are settings and help, user may set language, volume, export notes of sorting algorithms to a file, share this software and give feedback to </w:t>
      </w:r>
      <w:ins w:id="37" w:author="陈诗量" w:date="2020-12-09T22:11:00Z">
        <w:r w:rsidR="001C50B1">
          <w:t xml:space="preserve">the </w:t>
        </w:r>
      </w:ins>
      <w:del w:id="38" w:author="陈诗量" w:date="2020-12-09T22:11:00Z">
        <w:r w:rsidDel="001C50B1">
          <w:delText xml:space="preserve">us </w:delText>
        </w:r>
      </w:del>
      <w:r>
        <w:t xml:space="preserve">developers in the setting page, or get help about how to use this software in the help page. </w:t>
      </w:r>
      <w:del w:id="39" w:author="陈诗量" w:date="2020-12-09T22:11:00Z">
        <w:r w:rsidDel="001C50B1">
          <w:delText>[</w:delText>
        </w:r>
      </w:del>
      <w:ins w:id="40" w:author="陈诗量" w:date="2020-12-09T22:11:00Z">
        <w:r w:rsidR="001C50B1">
          <w:t>(</w:t>
        </w:r>
      </w:ins>
      <w:r>
        <w:t>5</w:t>
      </w:r>
      <w:del w:id="41" w:author="陈诗量" w:date="2020-12-09T22:11:00Z">
        <w:r w:rsidDel="001C50B1">
          <w:delText>]</w:delText>
        </w:r>
      </w:del>
      <w:ins w:id="42" w:author="陈诗量" w:date="2020-12-09T22:11:00Z">
        <w:r w:rsidR="001C50B1">
          <w:t>)</w:t>
        </w:r>
      </w:ins>
      <w:r>
        <w:t xml:space="preserve"> is a menu to switch between </w:t>
      </w:r>
      <w:r>
        <w:rPr>
          <w:b/>
          <w:bCs/>
        </w:rPr>
        <w:t>parts</w:t>
      </w:r>
      <w:r>
        <w:t>.</w:t>
      </w:r>
    </w:p>
    <w:p w14:paraId="1D5D1643" w14:textId="77777777" w:rsidR="00CB6DA5" w:rsidRDefault="0056223F">
      <w:pPr>
        <w:spacing w:after="160"/>
      </w:pPr>
      <w:r>
        <w:rPr>
          <w:noProof/>
        </w:rPr>
        <w:lastRenderedPageBreak/>
        <w:drawing>
          <wp:inline distT="0" distB="0" distL="0" distR="0" wp14:anchorId="0EF85F27" wp14:editId="6967014E">
            <wp:extent cx="6120057" cy="3442532"/>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rototype 20201209.002.jpeg"/>
                    <pic:cNvPicPr>
                      <a:picLocks noChangeAspect="1"/>
                    </pic:cNvPicPr>
                  </pic:nvPicPr>
                  <pic:blipFill>
                    <a:blip r:embed="rId7"/>
                    <a:stretch>
                      <a:fillRect/>
                    </a:stretch>
                  </pic:blipFill>
                  <pic:spPr>
                    <a:xfrm>
                      <a:off x="0" y="0"/>
                      <a:ext cx="6120057" cy="3442532"/>
                    </a:xfrm>
                    <a:prstGeom prst="rect">
                      <a:avLst/>
                    </a:prstGeom>
                    <a:ln w="12700" cap="flat">
                      <a:noFill/>
                      <a:miter lim="400000"/>
                    </a:ln>
                    <a:effectLst/>
                  </pic:spPr>
                </pic:pic>
              </a:graphicData>
            </a:graphic>
          </wp:inline>
        </w:drawing>
      </w:r>
    </w:p>
    <w:p w14:paraId="172BDA17" w14:textId="77777777" w:rsidR="00CB6DA5" w:rsidRDefault="0056223F">
      <w:pPr>
        <w:spacing w:after="160"/>
      </w:pPr>
      <w:r>
        <w:t>Figure 2. Procedure main page</w:t>
      </w:r>
    </w:p>
    <w:p w14:paraId="085A5E5B" w14:textId="77777777" w:rsidR="00CB6DA5" w:rsidRDefault="00CB6DA5">
      <w:pPr>
        <w:spacing w:after="160"/>
      </w:pPr>
    </w:p>
    <w:p w14:paraId="0DE26CCE" w14:textId="77777777" w:rsidR="00CB6DA5" w:rsidRDefault="0056223F">
      <w:pPr>
        <w:spacing w:after="160"/>
      </w:pPr>
      <w:r>
        <w:rPr>
          <w:noProof/>
        </w:rPr>
        <w:drawing>
          <wp:inline distT="0" distB="0" distL="0" distR="0" wp14:anchorId="2FA9F8A2" wp14:editId="26B43CE3">
            <wp:extent cx="6113580" cy="3438889"/>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rototype 20201209.004.jpeg"/>
                    <pic:cNvPicPr>
                      <a:picLocks noChangeAspect="1"/>
                    </pic:cNvPicPr>
                  </pic:nvPicPr>
                  <pic:blipFill>
                    <a:blip r:embed="rId8"/>
                    <a:stretch>
                      <a:fillRect/>
                    </a:stretch>
                  </pic:blipFill>
                  <pic:spPr>
                    <a:xfrm>
                      <a:off x="0" y="0"/>
                      <a:ext cx="6113580" cy="3438889"/>
                    </a:xfrm>
                    <a:prstGeom prst="rect">
                      <a:avLst/>
                    </a:prstGeom>
                    <a:ln w="12700" cap="flat">
                      <a:noFill/>
                      <a:miter lim="400000"/>
                    </a:ln>
                    <a:effectLst/>
                  </pic:spPr>
                </pic:pic>
              </a:graphicData>
            </a:graphic>
          </wp:inline>
        </w:drawing>
      </w:r>
    </w:p>
    <w:p w14:paraId="4274C09A" w14:textId="77777777" w:rsidR="00CB6DA5" w:rsidRDefault="0056223F">
      <w:pPr>
        <w:spacing w:after="160"/>
      </w:pPr>
      <w:r>
        <w:t>Figure 3. Efficiency main page</w:t>
      </w:r>
    </w:p>
    <w:p w14:paraId="140D9C67" w14:textId="77777777" w:rsidR="00CB6DA5" w:rsidRDefault="0056223F">
      <w:pPr>
        <w:spacing w:after="160"/>
      </w:pPr>
      <w:r>
        <w:rPr>
          <w:noProof/>
        </w:rPr>
        <w:lastRenderedPageBreak/>
        <w:drawing>
          <wp:inline distT="0" distB="0" distL="0" distR="0" wp14:anchorId="6B90A8BA" wp14:editId="27A5E6BA">
            <wp:extent cx="6120057" cy="3442532"/>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rototype 20201209.005.jpeg"/>
                    <pic:cNvPicPr>
                      <a:picLocks noChangeAspect="1"/>
                    </pic:cNvPicPr>
                  </pic:nvPicPr>
                  <pic:blipFill>
                    <a:blip r:embed="rId9"/>
                    <a:stretch>
                      <a:fillRect/>
                    </a:stretch>
                  </pic:blipFill>
                  <pic:spPr>
                    <a:xfrm>
                      <a:off x="0" y="0"/>
                      <a:ext cx="6120057" cy="3442532"/>
                    </a:xfrm>
                    <a:prstGeom prst="rect">
                      <a:avLst/>
                    </a:prstGeom>
                    <a:ln w="12700" cap="flat">
                      <a:noFill/>
                      <a:miter lim="400000"/>
                    </a:ln>
                    <a:effectLst/>
                  </pic:spPr>
                </pic:pic>
              </a:graphicData>
            </a:graphic>
          </wp:inline>
        </w:drawing>
      </w:r>
    </w:p>
    <w:p w14:paraId="6935E7B1" w14:textId="77777777" w:rsidR="00CB6DA5" w:rsidRDefault="0056223F">
      <w:pPr>
        <w:spacing w:after="160"/>
      </w:pPr>
      <w:r>
        <w:t>Figure 4. Correctness main page</w:t>
      </w:r>
    </w:p>
    <w:p w14:paraId="54066E0E" w14:textId="77777777" w:rsidR="00CB6DA5" w:rsidRDefault="00CB6DA5">
      <w:pPr>
        <w:spacing w:after="160"/>
      </w:pPr>
    </w:p>
    <w:p w14:paraId="15B8F97D" w14:textId="0820B6F0" w:rsidR="00CB6DA5" w:rsidRDefault="0056223F">
      <w:pPr>
        <w:spacing w:after="160"/>
      </w:pPr>
      <w:r>
        <w:t xml:space="preserve">When the user clicks an </w:t>
      </w:r>
      <w:r>
        <w:rPr>
          <w:b/>
          <w:bCs/>
        </w:rPr>
        <w:t>algorithm block</w:t>
      </w:r>
      <w:r>
        <w:t xml:space="preserve"> in </w:t>
      </w:r>
      <w:r>
        <w:rPr>
          <w:b/>
          <w:bCs/>
        </w:rPr>
        <w:t>Procedure</w:t>
      </w:r>
      <w:r>
        <w:t xml:space="preserve"> part, he</w:t>
      </w:r>
      <w:del w:id="43" w:author="陈诗量" w:date="2020-12-09T22:14:00Z">
        <w:r w:rsidDel="001C50B1">
          <w:delText xml:space="preserve"> / </w:delText>
        </w:r>
      </w:del>
      <w:ins w:id="44" w:author="陈诗量" w:date="2020-12-09T22:14:00Z">
        <w:r w:rsidR="001C50B1">
          <w:t>/</w:t>
        </w:r>
      </w:ins>
      <w:r>
        <w:t xml:space="preserve">she will enter the </w:t>
      </w:r>
      <w:r>
        <w:rPr>
          <w:b/>
          <w:bCs/>
        </w:rPr>
        <w:t>Procedure</w:t>
      </w:r>
      <w:r>
        <w:t xml:space="preserve"> part of this algorithm. The algorithm is divided into 4 subparts: Introduction, Operation, Implementation and Exercise. </w:t>
      </w:r>
    </w:p>
    <w:p w14:paraId="7447E130" w14:textId="77777777" w:rsidR="00CB6DA5" w:rsidRDefault="0056223F">
      <w:pPr>
        <w:spacing w:after="160"/>
      </w:pPr>
      <w:r>
        <w:t>Take bubble sort for example.</w:t>
      </w:r>
    </w:p>
    <w:p w14:paraId="0496D1CC" w14:textId="6F34AC65" w:rsidR="00CB6DA5" w:rsidRDefault="0056223F">
      <w:pPr>
        <w:spacing w:after="160"/>
      </w:pPr>
      <w:del w:id="45" w:author="陈诗量" w:date="2020-12-09T22:15:00Z">
        <w:r w:rsidDel="001C50B1">
          <w:delText xml:space="preserve">Below </w:delText>
        </w:r>
      </w:del>
      <w:ins w:id="46" w:author="陈诗量" w:date="2020-12-09T22:15:00Z">
        <w:r w:rsidR="001C50B1">
          <w:t xml:space="preserve">The </w:t>
        </w:r>
      </w:ins>
      <w:r>
        <w:t>figure</w:t>
      </w:r>
      <w:ins w:id="47" w:author="陈诗量" w:date="2020-12-09T22:15:00Z">
        <w:r w:rsidR="001C50B1">
          <w:t xml:space="preserve"> below</w:t>
        </w:r>
      </w:ins>
      <w:r>
        <w:t xml:space="preserve"> is the first subpart of </w:t>
      </w:r>
      <w:r>
        <w:rPr>
          <w:b/>
          <w:bCs/>
        </w:rPr>
        <w:t>Procedure</w:t>
      </w:r>
      <w:r>
        <w:t xml:space="preserve">, Introduction. </w:t>
      </w:r>
      <w:del w:id="48" w:author="陈诗量" w:date="2020-12-09T22:11:00Z">
        <w:r w:rsidDel="001C50B1">
          <w:delText>[</w:delText>
        </w:r>
      </w:del>
      <w:ins w:id="49" w:author="陈诗量" w:date="2020-12-09T22:11:00Z">
        <w:r w:rsidR="001C50B1">
          <w:t>(</w:t>
        </w:r>
      </w:ins>
      <w:r>
        <w:t>1</w:t>
      </w:r>
      <w:del w:id="50" w:author="陈诗量" w:date="2020-12-09T22:11:00Z">
        <w:r w:rsidDel="001C50B1">
          <w:delText>]</w:delText>
        </w:r>
      </w:del>
      <w:ins w:id="51" w:author="陈诗量" w:date="2020-12-09T22:11:00Z">
        <w:r w:rsidR="001C50B1">
          <w:t>)</w:t>
        </w:r>
      </w:ins>
      <w:r>
        <w:t xml:space="preserve"> is the home button, when pressed the software will back to menu and save current progress. </w:t>
      </w:r>
      <w:del w:id="52" w:author="陈诗量" w:date="2020-12-09T22:11:00Z">
        <w:r w:rsidDel="001C50B1">
          <w:delText>[</w:delText>
        </w:r>
      </w:del>
      <w:ins w:id="53" w:author="陈诗量" w:date="2020-12-09T22:11:00Z">
        <w:r w:rsidR="001C50B1">
          <w:t>(</w:t>
        </w:r>
      </w:ins>
      <w:r>
        <w:t>2</w:t>
      </w:r>
      <w:del w:id="54" w:author="陈诗量" w:date="2020-12-09T22:11:00Z">
        <w:r w:rsidDel="001C50B1">
          <w:delText>]</w:delText>
        </w:r>
      </w:del>
      <w:ins w:id="55" w:author="陈诗量" w:date="2020-12-09T22:11:00Z">
        <w:r w:rsidR="001C50B1">
          <w:t>)</w:t>
        </w:r>
      </w:ins>
      <w:r>
        <w:t xml:space="preserve">, </w:t>
      </w:r>
      <w:del w:id="56" w:author="陈诗量" w:date="2020-12-09T22:11:00Z">
        <w:r w:rsidDel="001C50B1">
          <w:delText>[</w:delText>
        </w:r>
      </w:del>
      <w:ins w:id="57" w:author="陈诗量" w:date="2020-12-09T22:11:00Z">
        <w:r w:rsidR="001C50B1">
          <w:t>(</w:t>
        </w:r>
      </w:ins>
      <w:r>
        <w:t>3</w:t>
      </w:r>
      <w:del w:id="58" w:author="陈诗量" w:date="2020-12-09T22:11:00Z">
        <w:r w:rsidDel="001C50B1">
          <w:delText>]</w:delText>
        </w:r>
      </w:del>
      <w:ins w:id="59" w:author="陈诗量" w:date="2020-12-09T22:11:00Z">
        <w:r w:rsidR="001C50B1">
          <w:t>)</w:t>
        </w:r>
      </w:ins>
      <w:r>
        <w:t xml:space="preserve"> and </w:t>
      </w:r>
      <w:del w:id="60" w:author="陈诗量" w:date="2020-12-09T22:11:00Z">
        <w:r w:rsidDel="001C50B1">
          <w:delText>[</w:delText>
        </w:r>
      </w:del>
      <w:ins w:id="61" w:author="陈诗量" w:date="2020-12-09T22:11:00Z">
        <w:r w:rsidR="001C50B1">
          <w:t>(</w:t>
        </w:r>
      </w:ins>
      <w:r>
        <w:t>4</w:t>
      </w:r>
      <w:del w:id="62" w:author="陈诗量" w:date="2020-12-09T22:11:00Z">
        <w:r w:rsidDel="001C50B1">
          <w:delText>]</w:delText>
        </w:r>
      </w:del>
      <w:ins w:id="63" w:author="陈诗量" w:date="2020-12-09T22:11:00Z">
        <w:r w:rsidR="001C50B1">
          <w:t>)</w:t>
        </w:r>
      </w:ins>
      <w:r>
        <w:t xml:space="preserve"> is used to switch between subparts. </w:t>
      </w:r>
      <w:del w:id="64" w:author="陈诗量" w:date="2020-12-09T22:11:00Z">
        <w:r w:rsidDel="001C50B1">
          <w:delText>[</w:delText>
        </w:r>
      </w:del>
      <w:ins w:id="65" w:author="陈诗量" w:date="2020-12-09T22:11:00Z">
        <w:r w:rsidR="001C50B1">
          <w:t>(</w:t>
        </w:r>
      </w:ins>
      <w:r>
        <w:t>2</w:t>
      </w:r>
      <w:del w:id="66" w:author="陈诗量" w:date="2020-12-09T22:11:00Z">
        <w:r w:rsidDel="001C50B1">
          <w:delText>]</w:delText>
        </w:r>
      </w:del>
      <w:ins w:id="67" w:author="陈诗量" w:date="2020-12-09T22:11:00Z">
        <w:r w:rsidR="001C50B1">
          <w:t>)</w:t>
        </w:r>
      </w:ins>
      <w:r>
        <w:t xml:space="preserve"> and </w:t>
      </w:r>
      <w:del w:id="68" w:author="陈诗量" w:date="2020-12-09T22:11:00Z">
        <w:r w:rsidDel="001C50B1">
          <w:delText>[</w:delText>
        </w:r>
      </w:del>
      <w:ins w:id="69" w:author="陈诗量" w:date="2020-12-09T22:11:00Z">
        <w:r w:rsidR="001C50B1">
          <w:t>(</w:t>
        </w:r>
      </w:ins>
      <w:r>
        <w:t>4</w:t>
      </w:r>
      <w:del w:id="70" w:author="陈诗量" w:date="2020-12-09T22:11:00Z">
        <w:r w:rsidDel="001C50B1">
          <w:delText>]</w:delText>
        </w:r>
      </w:del>
      <w:ins w:id="71" w:author="陈诗量" w:date="2020-12-09T22:11:00Z">
        <w:r w:rsidR="001C50B1">
          <w:t>)</w:t>
        </w:r>
      </w:ins>
      <w:r>
        <w:t xml:space="preserve"> will move back and front, and when </w:t>
      </w:r>
      <w:del w:id="72" w:author="陈诗量" w:date="2020-12-09T22:11:00Z">
        <w:r w:rsidDel="001C50B1">
          <w:delText>[</w:delText>
        </w:r>
      </w:del>
      <w:ins w:id="73" w:author="陈诗量" w:date="2020-12-09T22:11:00Z">
        <w:r w:rsidR="001C50B1">
          <w:t>(</w:t>
        </w:r>
      </w:ins>
      <w:r>
        <w:t>3</w:t>
      </w:r>
      <w:del w:id="74" w:author="陈诗量" w:date="2020-12-09T22:11:00Z">
        <w:r w:rsidDel="001C50B1">
          <w:delText>]</w:delText>
        </w:r>
      </w:del>
      <w:ins w:id="75" w:author="陈诗量" w:date="2020-12-09T22:11:00Z">
        <w:r w:rsidR="001C50B1">
          <w:t>)</w:t>
        </w:r>
      </w:ins>
      <w:r>
        <w:t xml:space="preserve"> is clicked, a drop-down box will show all subpart, and the user may jump to the subpart he</w:t>
      </w:r>
      <w:del w:id="76" w:author="陈诗量" w:date="2020-12-09T22:14:00Z">
        <w:r w:rsidDel="001C50B1">
          <w:delText xml:space="preserve"> / </w:delText>
        </w:r>
      </w:del>
      <w:ins w:id="77" w:author="陈诗量" w:date="2020-12-09T22:14:00Z">
        <w:r w:rsidR="001C50B1">
          <w:t>/</w:t>
        </w:r>
      </w:ins>
      <w:r>
        <w:t xml:space="preserve">she likes. </w:t>
      </w:r>
      <w:del w:id="78" w:author="陈诗量" w:date="2020-12-09T22:11:00Z">
        <w:r w:rsidDel="001C50B1">
          <w:delText>[</w:delText>
        </w:r>
      </w:del>
      <w:ins w:id="79" w:author="陈诗量" w:date="2020-12-09T22:11:00Z">
        <w:r w:rsidR="001C50B1">
          <w:t>(</w:t>
        </w:r>
      </w:ins>
      <w:r>
        <w:t>5</w:t>
      </w:r>
      <w:del w:id="80" w:author="陈诗量" w:date="2020-12-09T22:11:00Z">
        <w:r w:rsidDel="001C50B1">
          <w:delText>]</w:delText>
        </w:r>
      </w:del>
      <w:ins w:id="81" w:author="陈诗量" w:date="2020-12-09T22:11:00Z">
        <w:r w:rsidR="001C50B1">
          <w:t>)</w:t>
        </w:r>
      </w:ins>
      <w:r>
        <w:t xml:space="preserve"> is d</w:t>
      </w:r>
      <w:r>
        <w:rPr>
          <w:lang w:val="fr-FR"/>
        </w:rPr>
        <w:t>escription text</w:t>
      </w:r>
      <w:r>
        <w:t xml:space="preserve">, which would appear often in this software. </w:t>
      </w:r>
      <w:del w:id="82" w:author="陈诗量" w:date="2020-12-09T22:11:00Z">
        <w:r w:rsidDel="001C50B1">
          <w:delText>[</w:delText>
        </w:r>
      </w:del>
      <w:ins w:id="83" w:author="陈诗量" w:date="2020-12-09T22:11:00Z">
        <w:r w:rsidR="001C50B1">
          <w:t>(</w:t>
        </w:r>
      </w:ins>
      <w:r>
        <w:t>6</w:t>
      </w:r>
      <w:del w:id="84" w:author="陈诗量" w:date="2020-12-09T22:11:00Z">
        <w:r w:rsidDel="001C50B1">
          <w:delText>]</w:delText>
        </w:r>
      </w:del>
      <w:ins w:id="85" w:author="陈诗量" w:date="2020-12-09T22:11:00Z">
        <w:r w:rsidR="001C50B1">
          <w:t>)</w:t>
        </w:r>
      </w:ins>
      <w:r>
        <w:t xml:space="preserve"> is the preset auto</w:t>
      </w:r>
      <w:ins w:id="86" w:author="陈诗量" w:date="2020-12-09T22:16:00Z">
        <w:r w:rsidR="001C50B1">
          <w:t>-</w:t>
        </w:r>
      </w:ins>
      <w:r>
        <w:t xml:space="preserve">playing animation. Each bar is an element, and the whole bunch of elements is the array to be sorted. For simplification, we will call all these thing </w:t>
      </w:r>
      <w:r>
        <w:rPr>
          <w:b/>
          <w:bCs/>
          <w:lang w:val="it-IT"/>
        </w:rPr>
        <w:t>visualiser</w:t>
      </w:r>
      <w:r>
        <w:t xml:space="preserve"> in the following text. The animation will show how this algorithm works. The user is not allowed to operate it currently. He</w:t>
      </w:r>
      <w:del w:id="87" w:author="陈诗量" w:date="2020-12-09T22:14:00Z">
        <w:r w:rsidDel="001C50B1">
          <w:delText xml:space="preserve"> / </w:delText>
        </w:r>
      </w:del>
      <w:ins w:id="88" w:author="陈诗量" w:date="2020-12-09T22:14:00Z">
        <w:r w:rsidR="001C50B1">
          <w:t>/</w:t>
        </w:r>
      </w:ins>
      <w:r>
        <w:t xml:space="preserve">she is expected to watch it playing, together with the </w:t>
      </w:r>
      <w:del w:id="89" w:author="陈诗量" w:date="2020-12-09T22:11:00Z">
        <w:r w:rsidDel="001C50B1">
          <w:delText>[</w:delText>
        </w:r>
      </w:del>
      <w:ins w:id="90" w:author="陈诗量" w:date="2020-12-09T22:11:00Z">
        <w:r w:rsidR="001C50B1">
          <w:t>(</w:t>
        </w:r>
      </w:ins>
      <w:r>
        <w:t>5</w:t>
      </w:r>
      <w:del w:id="91" w:author="陈诗量" w:date="2020-12-09T22:11:00Z">
        <w:r w:rsidDel="001C50B1">
          <w:delText>]</w:delText>
        </w:r>
      </w:del>
      <w:ins w:id="92" w:author="陈诗量" w:date="2020-12-09T22:11:00Z">
        <w:r w:rsidR="001C50B1">
          <w:t>)</w:t>
        </w:r>
      </w:ins>
      <w:r>
        <w:t xml:space="preserve"> description on the left, to get a general idea about this sorting algorithm.</w:t>
      </w:r>
    </w:p>
    <w:p w14:paraId="28FB2D31" w14:textId="77777777" w:rsidR="00CB6DA5" w:rsidRDefault="0056223F">
      <w:pPr>
        <w:spacing w:after="160"/>
      </w:pPr>
      <w:r>
        <w:rPr>
          <w:noProof/>
        </w:rPr>
        <w:lastRenderedPageBreak/>
        <w:drawing>
          <wp:inline distT="0" distB="0" distL="0" distR="0" wp14:anchorId="22912A7D" wp14:editId="3617CABD">
            <wp:extent cx="6113580" cy="3438889"/>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rototype 20201209.007.jpeg"/>
                    <pic:cNvPicPr>
                      <a:picLocks noChangeAspect="1"/>
                    </pic:cNvPicPr>
                  </pic:nvPicPr>
                  <pic:blipFill>
                    <a:blip r:embed="rId10"/>
                    <a:stretch>
                      <a:fillRect/>
                    </a:stretch>
                  </pic:blipFill>
                  <pic:spPr>
                    <a:xfrm>
                      <a:off x="0" y="0"/>
                      <a:ext cx="6113580" cy="3438889"/>
                    </a:xfrm>
                    <a:prstGeom prst="rect">
                      <a:avLst/>
                    </a:prstGeom>
                    <a:ln w="12700" cap="flat">
                      <a:noFill/>
                      <a:miter lim="400000"/>
                    </a:ln>
                    <a:effectLst/>
                  </pic:spPr>
                </pic:pic>
              </a:graphicData>
            </a:graphic>
          </wp:inline>
        </w:drawing>
      </w:r>
    </w:p>
    <w:p w14:paraId="47017F7A" w14:textId="77777777" w:rsidR="00CB6DA5" w:rsidRDefault="0056223F">
      <w:pPr>
        <w:spacing w:after="160"/>
      </w:pPr>
      <w:r>
        <w:t>Figure 5. Procedure - Introduction</w:t>
      </w:r>
    </w:p>
    <w:p w14:paraId="1F843A86" w14:textId="1DBCB7B7" w:rsidR="00CB6DA5" w:rsidRDefault="0056223F">
      <w:pPr>
        <w:spacing w:after="160"/>
      </w:pPr>
      <w:r>
        <w:t xml:space="preserve">If the user clicks </w:t>
      </w:r>
      <w:ins w:id="93" w:author="陈诗量" w:date="2020-12-09T22:18:00Z">
        <w:r w:rsidR="001C50B1">
          <w:t xml:space="preserve">the </w:t>
        </w:r>
      </w:ins>
      <w:r>
        <w:t>next button, he</w:t>
      </w:r>
      <w:del w:id="94" w:author="陈诗量" w:date="2020-12-09T22:14:00Z">
        <w:r w:rsidDel="001C50B1">
          <w:delText xml:space="preserve"> / </w:delText>
        </w:r>
      </w:del>
      <w:ins w:id="95" w:author="陈诗量" w:date="2020-12-09T22:14:00Z">
        <w:r w:rsidR="001C50B1">
          <w:t>/</w:t>
        </w:r>
      </w:ins>
      <w:r>
        <w:t>she will go to</w:t>
      </w:r>
      <w:ins w:id="96" w:author="陈诗量" w:date="2020-12-09T22:18:00Z">
        <w:r w:rsidR="001C50B1">
          <w:t xml:space="preserve"> the</w:t>
        </w:r>
      </w:ins>
      <w:r>
        <w:t xml:space="preserve"> Operation subpart. Here </w:t>
      </w:r>
      <w:ins w:id="97" w:author="陈诗量" w:date="2020-12-09T22:18:00Z">
        <w:r w:rsidR="001C50B1">
          <w:t xml:space="preserve">the </w:t>
        </w:r>
      </w:ins>
      <w:r>
        <w:t xml:space="preserve">user is able to play with the </w:t>
      </w:r>
      <w:proofErr w:type="spellStart"/>
      <w:r>
        <w:rPr>
          <w:b/>
          <w:bCs/>
        </w:rPr>
        <w:t>visualiser</w:t>
      </w:r>
      <w:proofErr w:type="spellEnd"/>
      <w:r>
        <w:t>, that is, he</w:t>
      </w:r>
      <w:del w:id="98" w:author="陈诗量" w:date="2020-12-09T22:14:00Z">
        <w:r w:rsidDel="001C50B1">
          <w:delText xml:space="preserve"> / </w:delText>
        </w:r>
      </w:del>
      <w:ins w:id="99" w:author="陈诗量" w:date="2020-12-09T22:14:00Z">
        <w:r w:rsidR="001C50B1">
          <w:t>/</w:t>
        </w:r>
      </w:ins>
      <w:r>
        <w:t>she can now edit the value of each element, add or delete value, play or pause the process, go to next step or previous step.</w:t>
      </w:r>
    </w:p>
    <w:p w14:paraId="2EC5D9EF" w14:textId="563C3D9C" w:rsidR="00CB6DA5" w:rsidRDefault="0056223F">
      <w:pPr>
        <w:spacing w:after="160"/>
      </w:pPr>
      <w:r>
        <w:t>Below figure is the second subpart</w:t>
      </w:r>
      <w:r w:rsidRPr="00525707">
        <w:t xml:space="preserve"> </w:t>
      </w:r>
      <w:r>
        <w:t>of</w:t>
      </w:r>
      <w:r>
        <w:rPr>
          <w:b/>
          <w:bCs/>
        </w:rPr>
        <w:t xml:space="preserve"> Procedure</w:t>
      </w:r>
      <w:r>
        <w:t xml:space="preserve">, Operation. The </w:t>
      </w:r>
      <w:proofErr w:type="spellStart"/>
      <w:r>
        <w:t>visualiser</w:t>
      </w:r>
      <w:proofErr w:type="spellEnd"/>
      <w:r>
        <w:t xml:space="preserve">, but now editable. When the user clicks an element’s value on the top in position </w:t>
      </w:r>
      <w:del w:id="100" w:author="陈诗量" w:date="2020-12-09T22:11:00Z">
        <w:r w:rsidDel="001C50B1">
          <w:delText>[</w:delText>
        </w:r>
      </w:del>
      <w:ins w:id="101" w:author="陈诗量" w:date="2020-12-09T22:11:00Z">
        <w:r w:rsidR="001C50B1">
          <w:t>(</w:t>
        </w:r>
      </w:ins>
      <w:r>
        <w:t>1</w:t>
      </w:r>
      <w:del w:id="102" w:author="陈诗量" w:date="2020-12-09T22:11:00Z">
        <w:r w:rsidDel="001C50B1">
          <w:delText>]</w:delText>
        </w:r>
      </w:del>
      <w:ins w:id="103" w:author="陈诗量" w:date="2020-12-09T22:11:00Z">
        <w:r w:rsidR="001C50B1">
          <w:t>)</w:t>
        </w:r>
      </w:ins>
      <w:r>
        <w:t>, he</w:t>
      </w:r>
      <w:del w:id="104" w:author="陈诗量" w:date="2020-12-09T22:14:00Z">
        <w:r w:rsidDel="001C50B1">
          <w:delText xml:space="preserve"> / </w:delText>
        </w:r>
      </w:del>
      <w:ins w:id="105" w:author="陈诗量" w:date="2020-12-09T22:14:00Z">
        <w:r w:rsidR="001C50B1">
          <w:t>/</w:t>
        </w:r>
      </w:ins>
      <w:r>
        <w:t>she will be able to edit the value; when the user clicks an element</w:t>
      </w:r>
      <w:r>
        <w:rPr>
          <w:rtl/>
        </w:rPr>
        <w:t>’</w:t>
      </w:r>
      <w:r>
        <w:t xml:space="preserve">s tail at the bottom in position </w:t>
      </w:r>
      <w:del w:id="106" w:author="陈诗量" w:date="2020-12-09T22:11:00Z">
        <w:r w:rsidDel="001C50B1">
          <w:delText>[</w:delText>
        </w:r>
      </w:del>
      <w:ins w:id="107" w:author="陈诗量" w:date="2020-12-09T22:11:00Z">
        <w:r w:rsidR="001C50B1">
          <w:t>(</w:t>
        </w:r>
      </w:ins>
      <w:r>
        <w:t>2</w:t>
      </w:r>
      <w:del w:id="108" w:author="陈诗量" w:date="2020-12-09T22:11:00Z">
        <w:r w:rsidDel="001C50B1">
          <w:rPr>
            <w:lang w:val="pt-PT"/>
          </w:rPr>
          <w:delText>]</w:delText>
        </w:r>
      </w:del>
      <w:ins w:id="109" w:author="陈诗量" w:date="2020-12-09T22:11:00Z">
        <w:r w:rsidR="001C50B1">
          <w:rPr>
            <w:lang w:val="pt-PT"/>
          </w:rPr>
          <w:t>)</w:t>
        </w:r>
      </w:ins>
      <w:r>
        <w:rPr>
          <w:lang w:val="pt-PT"/>
        </w:rPr>
        <w:t>,</w:t>
      </w:r>
      <w:r>
        <w:t xml:space="preserve"> a minus symbol will show and he</w:t>
      </w:r>
      <w:del w:id="110" w:author="陈诗量" w:date="2020-12-09T22:14:00Z">
        <w:r w:rsidDel="001C50B1">
          <w:delText xml:space="preserve"> / </w:delText>
        </w:r>
      </w:del>
      <w:ins w:id="111" w:author="陈诗量" w:date="2020-12-09T22:14:00Z">
        <w:r w:rsidR="001C50B1">
          <w:t>/</w:t>
        </w:r>
      </w:ins>
      <w:r>
        <w:t xml:space="preserve">she will be able to delete this element. If the user put cursor at the very right of the last element, </w:t>
      </w:r>
      <w:commentRangeStart w:id="112"/>
      <w:r>
        <w:t xml:space="preserve">an addition symbol “+”  </w:t>
      </w:r>
      <w:commentRangeEnd w:id="112"/>
      <w:r w:rsidR="001C50B1">
        <w:rPr>
          <w:rStyle w:val="CommentReference"/>
        </w:rPr>
        <w:commentReference w:id="112"/>
      </w:r>
      <w:r>
        <w:t xml:space="preserve">Below this </w:t>
      </w:r>
      <w:proofErr w:type="spellStart"/>
      <w:r>
        <w:t>visualiser</w:t>
      </w:r>
      <w:proofErr w:type="spellEnd"/>
      <w:r>
        <w:t xml:space="preserve"> there is a </w:t>
      </w:r>
      <w:del w:id="113" w:author="陈诗量" w:date="2020-12-09T22:11:00Z">
        <w:r w:rsidDel="001C50B1">
          <w:delText>[</w:delText>
        </w:r>
      </w:del>
      <w:ins w:id="114" w:author="陈诗量" w:date="2020-12-09T22:11:00Z">
        <w:r w:rsidR="001C50B1">
          <w:t>(</w:t>
        </w:r>
      </w:ins>
      <w:r>
        <w:t>3</w:t>
      </w:r>
      <w:del w:id="115" w:author="陈诗量" w:date="2020-12-09T22:11:00Z">
        <w:r w:rsidDel="001C50B1">
          <w:delText>]</w:delText>
        </w:r>
      </w:del>
      <w:ins w:id="116" w:author="陈诗量" w:date="2020-12-09T22:11:00Z">
        <w:r w:rsidR="001C50B1">
          <w:t>)</w:t>
        </w:r>
      </w:ins>
      <w:r>
        <w:t xml:space="preserve"> explanation text, saying what is current step doing. </w:t>
      </w:r>
      <w:del w:id="117" w:author="陈诗量" w:date="2020-12-09T22:11:00Z">
        <w:r w:rsidDel="001C50B1">
          <w:delText>[</w:delText>
        </w:r>
      </w:del>
      <w:ins w:id="118" w:author="陈诗量" w:date="2020-12-09T22:11:00Z">
        <w:r w:rsidR="001C50B1">
          <w:t>(</w:t>
        </w:r>
      </w:ins>
      <w:r>
        <w:t>4</w:t>
      </w:r>
      <w:del w:id="119" w:author="陈诗量" w:date="2020-12-09T22:11:00Z">
        <w:r w:rsidDel="001C50B1">
          <w:delText>]</w:delText>
        </w:r>
      </w:del>
      <w:ins w:id="120" w:author="陈诗量" w:date="2020-12-09T22:11:00Z">
        <w:r w:rsidR="001C50B1">
          <w:t>)</w:t>
        </w:r>
      </w:ins>
      <w:r>
        <w:t xml:space="preserve"> is a progress bar of the sorting process; user may drag the dot to move forward and backward. Below buttons are able to move one step backward, play automatically or pause, and move one step forward. </w:t>
      </w:r>
    </w:p>
    <w:p w14:paraId="77466297" w14:textId="77777777" w:rsidR="00CB6DA5" w:rsidRDefault="0056223F">
      <w:pPr>
        <w:spacing w:after="160"/>
      </w:pPr>
      <w:r>
        <w:rPr>
          <w:noProof/>
        </w:rPr>
        <w:drawing>
          <wp:inline distT="0" distB="0" distL="0" distR="0" wp14:anchorId="49C97985" wp14:editId="5147BA62">
            <wp:extent cx="6120057" cy="3442532"/>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rototype 20201209.008.jpeg"/>
                    <pic:cNvPicPr>
                      <a:picLocks noChangeAspect="1"/>
                    </pic:cNvPicPr>
                  </pic:nvPicPr>
                  <pic:blipFill>
                    <a:blip r:embed="rId15"/>
                    <a:stretch>
                      <a:fillRect/>
                    </a:stretch>
                  </pic:blipFill>
                  <pic:spPr>
                    <a:xfrm>
                      <a:off x="0" y="0"/>
                      <a:ext cx="6120057" cy="3442532"/>
                    </a:xfrm>
                    <a:prstGeom prst="rect">
                      <a:avLst/>
                    </a:prstGeom>
                    <a:ln w="12700" cap="flat">
                      <a:noFill/>
                      <a:miter lim="400000"/>
                    </a:ln>
                    <a:effectLst/>
                  </pic:spPr>
                </pic:pic>
              </a:graphicData>
            </a:graphic>
          </wp:inline>
        </w:drawing>
      </w:r>
    </w:p>
    <w:p w14:paraId="6241209B" w14:textId="77777777" w:rsidR="00CB6DA5" w:rsidRDefault="0056223F">
      <w:pPr>
        <w:spacing w:after="160"/>
      </w:pPr>
      <w:r>
        <w:lastRenderedPageBreak/>
        <w:t>Figure 6. Procedure - Operation</w:t>
      </w:r>
    </w:p>
    <w:p w14:paraId="778CCDEB" w14:textId="60145C2B" w:rsidR="00CB6DA5" w:rsidRDefault="0056223F">
      <w:pPr>
        <w:spacing w:after="160"/>
      </w:pPr>
      <w:r>
        <w:t>If the user clicks next button, he</w:t>
      </w:r>
      <w:del w:id="121" w:author="陈诗量" w:date="2020-12-09T22:14:00Z">
        <w:r w:rsidDel="001C50B1">
          <w:delText xml:space="preserve"> / </w:delText>
        </w:r>
      </w:del>
      <w:ins w:id="122" w:author="陈诗量" w:date="2020-12-09T22:14:00Z">
        <w:r w:rsidR="001C50B1">
          <w:t>/</w:t>
        </w:r>
      </w:ins>
      <w:r>
        <w:t xml:space="preserve">she will go to Implementation subpart. Here user is able to implement the algorithm using our </w:t>
      </w:r>
      <w:r>
        <w:rPr>
          <w:b/>
          <w:bCs/>
        </w:rPr>
        <w:t>building blocks</w:t>
      </w:r>
      <w:r>
        <w:t>, a simplified and more user-friendly method to some extent.</w:t>
      </w:r>
    </w:p>
    <w:p w14:paraId="6FC4BAFC" w14:textId="606E270C" w:rsidR="00CB6DA5" w:rsidRDefault="0056223F">
      <w:pPr>
        <w:spacing w:after="160"/>
      </w:pPr>
      <w:r>
        <w:t>Below figure is the third subpart</w:t>
      </w:r>
      <w:r w:rsidRPr="00525707">
        <w:t xml:space="preserve"> </w:t>
      </w:r>
      <w:r>
        <w:t>of</w:t>
      </w:r>
      <w:r>
        <w:rPr>
          <w:b/>
          <w:bCs/>
        </w:rPr>
        <w:t xml:space="preserve"> Procedure</w:t>
      </w:r>
      <w:r>
        <w:t xml:space="preserve">, Implementation. In building blocks box in </w:t>
      </w:r>
      <w:del w:id="123" w:author="陈诗量" w:date="2020-12-09T22:11:00Z">
        <w:r w:rsidDel="001C50B1">
          <w:delText>[</w:delText>
        </w:r>
      </w:del>
      <w:ins w:id="124" w:author="陈诗量" w:date="2020-12-09T22:11:00Z">
        <w:r w:rsidR="001C50B1">
          <w:t>(</w:t>
        </w:r>
      </w:ins>
      <w:r>
        <w:t>1</w:t>
      </w:r>
      <w:del w:id="125" w:author="陈诗量" w:date="2020-12-09T22:11:00Z">
        <w:r w:rsidDel="001C50B1">
          <w:delText>]</w:delText>
        </w:r>
      </w:del>
      <w:ins w:id="126" w:author="陈诗量" w:date="2020-12-09T22:11:00Z">
        <w:r w:rsidR="001C50B1">
          <w:t>)</w:t>
        </w:r>
      </w:ins>
      <w:r>
        <w:t xml:space="preserve">, there are building blocks which can be dragged to the </w:t>
      </w:r>
      <w:del w:id="127" w:author="陈诗量" w:date="2020-12-09T22:11:00Z">
        <w:r w:rsidDel="001C50B1">
          <w:delText>[</w:delText>
        </w:r>
      </w:del>
      <w:ins w:id="128" w:author="陈诗量" w:date="2020-12-09T22:11:00Z">
        <w:r w:rsidR="001C50B1">
          <w:t>(</w:t>
        </w:r>
      </w:ins>
      <w:r>
        <w:t>2</w:t>
      </w:r>
      <w:del w:id="129" w:author="陈诗量" w:date="2020-12-09T22:11:00Z">
        <w:r w:rsidDel="001C50B1">
          <w:delText>]</w:delText>
        </w:r>
      </w:del>
      <w:ins w:id="130" w:author="陈诗量" w:date="2020-12-09T22:11:00Z">
        <w:r w:rsidR="001C50B1">
          <w:t>)</w:t>
        </w:r>
      </w:ins>
      <w:r>
        <w:t xml:space="preserve"> coding module, add expressions, to implement the algorithm. The user can click buttons in </w:t>
      </w:r>
      <w:del w:id="131" w:author="陈诗量" w:date="2020-12-09T22:11:00Z">
        <w:r w:rsidDel="001C50B1">
          <w:delText>[</w:delText>
        </w:r>
      </w:del>
      <w:ins w:id="132" w:author="陈诗量" w:date="2020-12-09T22:11:00Z">
        <w:r w:rsidR="001C50B1">
          <w:t>(</w:t>
        </w:r>
      </w:ins>
      <w:r>
        <w:t>4</w:t>
      </w:r>
      <w:del w:id="133" w:author="陈诗量" w:date="2020-12-09T22:11:00Z">
        <w:r w:rsidDel="001C50B1">
          <w:delText>]</w:delText>
        </w:r>
      </w:del>
      <w:ins w:id="134" w:author="陈诗量" w:date="2020-12-09T22:11:00Z">
        <w:r w:rsidR="001C50B1">
          <w:t>)</w:t>
        </w:r>
      </w:ins>
      <w:r>
        <w:t xml:space="preserve">, to control, run and stop the algorithm. Whenever the building blocks are changed, the </w:t>
      </w:r>
      <w:proofErr w:type="spellStart"/>
      <w:r>
        <w:t>visualiser</w:t>
      </w:r>
      <w:proofErr w:type="spellEnd"/>
      <w:r>
        <w:t xml:space="preserve"> will automatically reset.</w:t>
      </w:r>
    </w:p>
    <w:p w14:paraId="6946573F" w14:textId="77777777" w:rsidR="00CB6DA5" w:rsidRDefault="00CB6DA5">
      <w:pPr>
        <w:spacing w:after="160"/>
      </w:pPr>
    </w:p>
    <w:p w14:paraId="4A8DF5E9" w14:textId="77777777" w:rsidR="00CB6DA5" w:rsidRDefault="0056223F">
      <w:pPr>
        <w:spacing w:after="160"/>
      </w:pPr>
      <w:r>
        <w:rPr>
          <w:noProof/>
        </w:rPr>
        <w:drawing>
          <wp:inline distT="0" distB="0" distL="0" distR="0" wp14:anchorId="47C61DFD" wp14:editId="16794B54">
            <wp:extent cx="6120057" cy="3442532"/>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rototype 20201209.009.jpeg"/>
                    <pic:cNvPicPr>
                      <a:picLocks noChangeAspect="1"/>
                    </pic:cNvPicPr>
                  </pic:nvPicPr>
                  <pic:blipFill>
                    <a:blip r:embed="rId16"/>
                    <a:stretch>
                      <a:fillRect/>
                    </a:stretch>
                  </pic:blipFill>
                  <pic:spPr>
                    <a:xfrm>
                      <a:off x="0" y="0"/>
                      <a:ext cx="6120057" cy="3442532"/>
                    </a:xfrm>
                    <a:prstGeom prst="rect">
                      <a:avLst/>
                    </a:prstGeom>
                    <a:ln w="12700" cap="flat">
                      <a:noFill/>
                      <a:miter lim="400000"/>
                    </a:ln>
                    <a:effectLst/>
                  </pic:spPr>
                </pic:pic>
              </a:graphicData>
            </a:graphic>
          </wp:inline>
        </w:drawing>
      </w:r>
    </w:p>
    <w:p w14:paraId="431FC64F" w14:textId="77777777" w:rsidR="00CB6DA5" w:rsidRDefault="0056223F">
      <w:pPr>
        <w:spacing w:after="160"/>
      </w:pPr>
      <w:r>
        <w:t>Figure 7. Procedure - Implementation</w:t>
      </w:r>
    </w:p>
    <w:p w14:paraId="3507964C" w14:textId="77777777" w:rsidR="00CB6DA5" w:rsidRDefault="00CB6DA5">
      <w:pPr>
        <w:spacing w:after="160"/>
      </w:pPr>
    </w:p>
    <w:p w14:paraId="7F1DB407" w14:textId="77777777" w:rsidR="00CB6DA5" w:rsidRDefault="0056223F">
      <w:pPr>
        <w:spacing w:after="160"/>
      </w:pPr>
      <w:r>
        <w:t>A congratulation message box will show up when the user successfully finished an algorithm in a part. In below diagram, take Implementation part for example.</w:t>
      </w:r>
    </w:p>
    <w:p w14:paraId="31906941" w14:textId="77777777" w:rsidR="00CB6DA5" w:rsidRDefault="00CB6DA5">
      <w:pPr>
        <w:spacing w:after="160"/>
      </w:pPr>
    </w:p>
    <w:p w14:paraId="0C22AE12" w14:textId="77777777" w:rsidR="00CB6DA5" w:rsidRDefault="0056223F">
      <w:pPr>
        <w:spacing w:after="160"/>
      </w:pPr>
      <w:r>
        <w:rPr>
          <w:noProof/>
        </w:rPr>
        <w:lastRenderedPageBreak/>
        <w:drawing>
          <wp:inline distT="0" distB="0" distL="0" distR="0" wp14:anchorId="464B95E1" wp14:editId="5CC1B3B3">
            <wp:extent cx="6120057" cy="344253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rototype 20201209.010.jpeg"/>
                    <pic:cNvPicPr>
                      <a:picLocks noChangeAspect="1"/>
                    </pic:cNvPicPr>
                  </pic:nvPicPr>
                  <pic:blipFill>
                    <a:blip r:embed="rId17"/>
                    <a:stretch>
                      <a:fillRect/>
                    </a:stretch>
                  </pic:blipFill>
                  <pic:spPr>
                    <a:xfrm>
                      <a:off x="0" y="0"/>
                      <a:ext cx="6120057" cy="3442532"/>
                    </a:xfrm>
                    <a:prstGeom prst="rect">
                      <a:avLst/>
                    </a:prstGeom>
                    <a:ln w="12700" cap="flat">
                      <a:noFill/>
                      <a:miter lim="400000"/>
                    </a:ln>
                    <a:effectLst/>
                  </pic:spPr>
                </pic:pic>
              </a:graphicData>
            </a:graphic>
          </wp:inline>
        </w:drawing>
      </w:r>
    </w:p>
    <w:p w14:paraId="297C98A5" w14:textId="77777777" w:rsidR="00CB6DA5" w:rsidRDefault="0056223F">
      <w:pPr>
        <w:spacing w:after="160"/>
      </w:pPr>
      <w:r>
        <w:rPr>
          <w:lang w:val="it-IT"/>
        </w:rPr>
        <w:t xml:space="preserve">Figure </w:t>
      </w:r>
      <w:r>
        <w:t>8. Congratulation</w:t>
      </w:r>
    </w:p>
    <w:p w14:paraId="2BF8BCF2" w14:textId="77777777" w:rsidR="00CB6DA5" w:rsidRDefault="00CB6DA5">
      <w:pPr>
        <w:spacing w:after="160"/>
      </w:pPr>
    </w:p>
    <w:p w14:paraId="007562F0" w14:textId="7CD03FB0" w:rsidR="00CB6DA5" w:rsidRDefault="0056223F">
      <w:pPr>
        <w:spacing w:after="160"/>
      </w:pPr>
      <w:r>
        <w:t xml:space="preserve">For </w:t>
      </w:r>
      <w:r>
        <w:rPr>
          <w:b/>
          <w:bCs/>
        </w:rPr>
        <w:t>Efficiency</w:t>
      </w:r>
      <w:r>
        <w:t xml:space="preserve"> part, the user will firstly be given a</w:t>
      </w:r>
      <w:ins w:id="135" w:author="陈诗量" w:date="2020-12-09T22:22:00Z">
        <w:r w:rsidR="001C50B1">
          <w:rPr>
            <w:rFonts w:asciiTheme="minorEastAsia" w:eastAsiaTheme="minorEastAsia" w:hAnsiTheme="minorEastAsia" w:hint="eastAsia"/>
          </w:rPr>
          <w:t>n</w:t>
        </w:r>
      </w:ins>
      <w:r>
        <w:t xml:space="preserve"> introduction to efficiency, time complexity, and then choose multiple different algorithms to compare and run together as array length go to infinity, to </w:t>
      </w:r>
      <w:proofErr w:type="spellStart"/>
      <w:r>
        <w:t>recognise</w:t>
      </w:r>
      <w:proofErr w:type="spellEnd"/>
      <w:r>
        <w:t xml:space="preserve"> basic knowledge about it.</w:t>
      </w:r>
    </w:p>
    <w:p w14:paraId="32614E8E" w14:textId="77777777" w:rsidR="00CB6DA5" w:rsidRDefault="00CB6DA5">
      <w:pPr>
        <w:spacing w:after="160"/>
      </w:pPr>
    </w:p>
    <w:p w14:paraId="5A0F6E5C" w14:textId="77777777" w:rsidR="00CB6DA5" w:rsidRDefault="0056223F">
      <w:pPr>
        <w:spacing w:after="160"/>
      </w:pPr>
      <w:r>
        <w:rPr>
          <w:noProof/>
        </w:rPr>
        <w:drawing>
          <wp:inline distT="0" distB="0" distL="0" distR="0" wp14:anchorId="0E17C780" wp14:editId="414D3B70">
            <wp:extent cx="6120057" cy="344253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rototype 20201209.011.jpeg"/>
                    <pic:cNvPicPr>
                      <a:picLocks noChangeAspect="1"/>
                    </pic:cNvPicPr>
                  </pic:nvPicPr>
                  <pic:blipFill>
                    <a:blip r:embed="rId18"/>
                    <a:stretch>
                      <a:fillRect/>
                    </a:stretch>
                  </pic:blipFill>
                  <pic:spPr>
                    <a:xfrm>
                      <a:off x="0" y="0"/>
                      <a:ext cx="6120057" cy="3442532"/>
                    </a:xfrm>
                    <a:prstGeom prst="rect">
                      <a:avLst/>
                    </a:prstGeom>
                    <a:ln w="12700" cap="flat">
                      <a:noFill/>
                      <a:miter lim="400000"/>
                    </a:ln>
                    <a:effectLst/>
                  </pic:spPr>
                </pic:pic>
              </a:graphicData>
            </a:graphic>
          </wp:inline>
        </w:drawing>
      </w:r>
    </w:p>
    <w:p w14:paraId="1D099D6C" w14:textId="77777777" w:rsidR="00CB6DA5" w:rsidRDefault="0056223F">
      <w:pPr>
        <w:spacing w:after="160"/>
      </w:pPr>
      <w:r>
        <w:t>Figure 9. Efficiency - Introduction</w:t>
      </w:r>
    </w:p>
    <w:p w14:paraId="14E8F9E0" w14:textId="77777777" w:rsidR="00CB6DA5" w:rsidRDefault="00CB6DA5">
      <w:pPr>
        <w:spacing w:after="160"/>
      </w:pPr>
    </w:p>
    <w:p w14:paraId="48C6BE59" w14:textId="77777777" w:rsidR="00CB6DA5" w:rsidRDefault="0056223F">
      <w:pPr>
        <w:spacing w:after="160"/>
      </w:pPr>
      <w:r>
        <w:rPr>
          <w:noProof/>
        </w:rPr>
        <w:lastRenderedPageBreak/>
        <w:drawing>
          <wp:inline distT="0" distB="0" distL="0" distR="0" wp14:anchorId="4AEE0B88" wp14:editId="293D4410">
            <wp:extent cx="6120057" cy="344253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rototype 20201209.012.jpeg"/>
                    <pic:cNvPicPr>
                      <a:picLocks noChangeAspect="1"/>
                    </pic:cNvPicPr>
                  </pic:nvPicPr>
                  <pic:blipFill>
                    <a:blip r:embed="rId19"/>
                    <a:stretch>
                      <a:fillRect/>
                    </a:stretch>
                  </pic:blipFill>
                  <pic:spPr>
                    <a:xfrm>
                      <a:off x="0" y="0"/>
                      <a:ext cx="6120057" cy="3442532"/>
                    </a:xfrm>
                    <a:prstGeom prst="rect">
                      <a:avLst/>
                    </a:prstGeom>
                    <a:ln w="12700" cap="flat">
                      <a:noFill/>
                      <a:miter lim="400000"/>
                    </a:ln>
                    <a:effectLst/>
                  </pic:spPr>
                </pic:pic>
              </a:graphicData>
            </a:graphic>
          </wp:inline>
        </w:drawing>
      </w:r>
    </w:p>
    <w:p w14:paraId="0B812A1C" w14:textId="77777777" w:rsidR="00CB6DA5" w:rsidRDefault="0056223F">
      <w:pPr>
        <w:spacing w:after="160"/>
      </w:pPr>
      <w:r>
        <w:t>Figure 9. Efficiency - Comparison in low array size</w:t>
      </w:r>
    </w:p>
    <w:p w14:paraId="75393C7A" w14:textId="77777777" w:rsidR="00CB6DA5" w:rsidRDefault="0056223F">
      <w:pPr>
        <w:spacing w:after="160"/>
      </w:pPr>
      <w:r>
        <w:rPr>
          <w:noProof/>
        </w:rPr>
        <w:drawing>
          <wp:inline distT="0" distB="0" distL="0" distR="0" wp14:anchorId="2E68E39E" wp14:editId="08F0FB05">
            <wp:extent cx="6120057" cy="3442532"/>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rototype 20201209.013.jpeg"/>
                    <pic:cNvPicPr>
                      <a:picLocks noChangeAspect="1"/>
                    </pic:cNvPicPr>
                  </pic:nvPicPr>
                  <pic:blipFill>
                    <a:blip r:embed="rId20"/>
                    <a:stretch>
                      <a:fillRect/>
                    </a:stretch>
                  </pic:blipFill>
                  <pic:spPr>
                    <a:xfrm>
                      <a:off x="0" y="0"/>
                      <a:ext cx="6120057" cy="3442532"/>
                    </a:xfrm>
                    <a:prstGeom prst="rect">
                      <a:avLst/>
                    </a:prstGeom>
                    <a:ln w="12700" cap="flat">
                      <a:noFill/>
                      <a:miter lim="400000"/>
                    </a:ln>
                    <a:effectLst/>
                  </pic:spPr>
                </pic:pic>
              </a:graphicData>
            </a:graphic>
          </wp:inline>
        </w:drawing>
      </w:r>
    </w:p>
    <w:p w14:paraId="2FD1F906" w14:textId="77777777" w:rsidR="00CB6DA5" w:rsidRDefault="0056223F">
      <w:pPr>
        <w:spacing w:after="160"/>
      </w:pPr>
      <w:r>
        <w:t>Figure 9. Efficiency - Comparison in high array size</w:t>
      </w:r>
    </w:p>
    <w:p w14:paraId="254B39D1" w14:textId="77777777" w:rsidR="00CB6DA5" w:rsidRDefault="00CB6DA5">
      <w:pPr>
        <w:spacing w:after="160"/>
      </w:pPr>
    </w:p>
    <w:p w14:paraId="51F5CA36" w14:textId="45301892" w:rsidR="00CB6DA5" w:rsidRDefault="0056223F">
      <w:pPr>
        <w:spacing w:after="160"/>
      </w:pPr>
      <w:r>
        <w:t xml:space="preserve">For </w:t>
      </w:r>
      <w:r>
        <w:rPr>
          <w:b/>
          <w:bCs/>
        </w:rPr>
        <w:t>Correctness</w:t>
      </w:r>
      <w:r>
        <w:t xml:space="preserve"> part, we will firstly give a page introduce </w:t>
      </w:r>
      <w:ins w:id="136" w:author="陈诗量" w:date="2020-12-09T22:22:00Z">
        <w:r w:rsidR="001C50B1">
          <w:t xml:space="preserve">the </w:t>
        </w:r>
      </w:ins>
      <w:r>
        <w:t xml:space="preserve">definition of correctness, then provide simplified correctness definition especially for sorting algorithms, designed by us, the algorithm should terminate (no infinite loop) when input is correct, and the output should be strictly sorted. Then the user would enter the main page, select </w:t>
      </w:r>
      <w:r w:rsidR="00525707">
        <w:t>an</w:t>
      </w:r>
      <w:r>
        <w:t xml:space="preserve"> algorithm to learn. After that, he</w:t>
      </w:r>
      <w:ins w:id="137" w:author="陈诗量" w:date="2020-12-09T22:23:00Z">
        <w:r w:rsidR="001C50B1">
          <w:t>/she</w:t>
        </w:r>
      </w:ins>
      <w:r>
        <w:t xml:space="preserve"> would follow our learning procedure to examine this algorithm in </w:t>
      </w:r>
      <w:ins w:id="138" w:author="陈诗量" w:date="2020-12-09T22:23:00Z">
        <w:r w:rsidR="001C50B1">
          <w:t xml:space="preserve">a </w:t>
        </w:r>
      </w:ins>
      <w:r>
        <w:t>correctness view.</w:t>
      </w:r>
    </w:p>
    <w:p w14:paraId="5D5B57CD" w14:textId="77777777" w:rsidR="00CB6DA5" w:rsidRDefault="00CB6DA5">
      <w:pPr>
        <w:spacing w:after="160"/>
      </w:pPr>
    </w:p>
    <w:p w14:paraId="144439AE" w14:textId="77777777" w:rsidR="00CB6DA5" w:rsidRDefault="0056223F">
      <w:pPr>
        <w:spacing w:after="160"/>
      </w:pPr>
      <w:r>
        <w:rPr>
          <w:noProof/>
        </w:rPr>
        <w:lastRenderedPageBreak/>
        <w:drawing>
          <wp:inline distT="0" distB="0" distL="0" distR="0" wp14:anchorId="1FDAA165" wp14:editId="216E6A79">
            <wp:extent cx="6113580" cy="3438889"/>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rototype 20201209.014.jpeg"/>
                    <pic:cNvPicPr>
                      <a:picLocks noChangeAspect="1"/>
                    </pic:cNvPicPr>
                  </pic:nvPicPr>
                  <pic:blipFill>
                    <a:blip r:embed="rId21"/>
                    <a:stretch>
                      <a:fillRect/>
                    </a:stretch>
                  </pic:blipFill>
                  <pic:spPr>
                    <a:xfrm>
                      <a:off x="0" y="0"/>
                      <a:ext cx="6113580" cy="3438889"/>
                    </a:xfrm>
                    <a:prstGeom prst="rect">
                      <a:avLst/>
                    </a:prstGeom>
                    <a:ln w="12700" cap="flat">
                      <a:noFill/>
                      <a:miter lim="400000"/>
                    </a:ln>
                    <a:effectLst/>
                  </pic:spPr>
                </pic:pic>
              </a:graphicData>
            </a:graphic>
          </wp:inline>
        </w:drawing>
      </w:r>
    </w:p>
    <w:p w14:paraId="18657266" w14:textId="77777777" w:rsidR="00CB6DA5" w:rsidRDefault="0056223F">
      <w:pPr>
        <w:spacing w:after="160"/>
      </w:pPr>
      <w:r>
        <w:t>Figure 10. Correctness - Introduction</w:t>
      </w:r>
    </w:p>
    <w:p w14:paraId="06E270A6" w14:textId="77777777" w:rsidR="00CB6DA5" w:rsidRDefault="00CB6DA5">
      <w:pPr>
        <w:spacing w:after="160"/>
      </w:pPr>
    </w:p>
    <w:p w14:paraId="38084F9F" w14:textId="77777777" w:rsidR="00CB6DA5" w:rsidRDefault="0056223F">
      <w:pPr>
        <w:spacing w:after="160"/>
      </w:pPr>
      <w:r>
        <w:rPr>
          <w:noProof/>
        </w:rPr>
        <w:drawing>
          <wp:inline distT="0" distB="0" distL="0" distR="0" wp14:anchorId="23F76213" wp14:editId="647A3CA1">
            <wp:extent cx="6120057" cy="344253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rototype 20201209.015.jpeg"/>
                    <pic:cNvPicPr>
                      <a:picLocks noChangeAspect="1"/>
                    </pic:cNvPicPr>
                  </pic:nvPicPr>
                  <pic:blipFill>
                    <a:blip r:embed="rId22"/>
                    <a:srcRect/>
                    <a:stretch>
                      <a:fillRect/>
                    </a:stretch>
                  </pic:blipFill>
                  <pic:spPr>
                    <a:xfrm>
                      <a:off x="0" y="0"/>
                      <a:ext cx="6120057" cy="3442532"/>
                    </a:xfrm>
                    <a:prstGeom prst="rect">
                      <a:avLst/>
                    </a:prstGeom>
                    <a:ln w="12700" cap="flat">
                      <a:noFill/>
                      <a:miter lim="400000"/>
                    </a:ln>
                    <a:effectLst/>
                  </pic:spPr>
                </pic:pic>
              </a:graphicData>
            </a:graphic>
          </wp:inline>
        </w:drawing>
      </w:r>
    </w:p>
    <w:p w14:paraId="31E34CE5" w14:textId="77777777" w:rsidR="00CB6DA5" w:rsidRDefault="0056223F">
      <w:pPr>
        <w:spacing w:after="160"/>
      </w:pPr>
      <w:r>
        <w:t>Figure 11. Correctness - Valid Input (other subparts are similar to this figure)</w:t>
      </w:r>
    </w:p>
    <w:p w14:paraId="7809C7A0" w14:textId="77777777" w:rsidR="00CB6DA5" w:rsidRDefault="00CB6DA5">
      <w:pPr>
        <w:spacing w:after="160"/>
      </w:pPr>
    </w:p>
    <w:p w14:paraId="2A3C4E8C" w14:textId="003D7CF4" w:rsidR="00CB6DA5" w:rsidRDefault="0056223F">
      <w:pPr>
        <w:spacing w:after="160"/>
      </w:pPr>
      <w:del w:id="139" w:author="陈诗量" w:date="2020-12-09T22:23:00Z">
        <w:r w:rsidDel="001C50B1">
          <w:delText xml:space="preserve">for </w:delText>
        </w:r>
      </w:del>
      <w:ins w:id="140" w:author="陈诗量" w:date="2020-12-09T22:23:00Z">
        <w:r w:rsidR="001C50B1">
          <w:t>F</w:t>
        </w:r>
        <w:r w:rsidR="001C50B1">
          <w:t xml:space="preserve">or </w:t>
        </w:r>
      </w:ins>
      <w:r>
        <w:rPr>
          <w:b/>
          <w:bCs/>
        </w:rPr>
        <w:t>Exercise</w:t>
      </w:r>
      <w:r>
        <w:t xml:space="preserve"> part, </w:t>
      </w:r>
      <w:del w:id="141" w:author="陈诗量" w:date="2020-12-09T22:24:00Z">
        <w:r w:rsidDel="001C50B1">
          <w:delText xml:space="preserve">we will have </w:delText>
        </w:r>
      </w:del>
      <w:r>
        <w:t>a question bank</w:t>
      </w:r>
      <w:del w:id="142" w:author="陈诗量" w:date="2020-12-09T22:24:00Z">
        <w:r w:rsidDel="001C50B1">
          <w:delText>,</w:delText>
        </w:r>
      </w:del>
      <w:r>
        <w:t xml:space="preserve"> allow</w:t>
      </w:r>
      <w:ins w:id="143" w:author="陈诗量" w:date="2020-12-09T22:24:00Z">
        <w:r w:rsidR="001C50B1">
          <w:t>s</w:t>
        </w:r>
      </w:ins>
      <w:r>
        <w:t xml:space="preserve"> user to choose which aspect of questions to do. It will then generate a set of questions, let the user do in a limited time, and give feedback.</w:t>
      </w:r>
    </w:p>
    <w:p w14:paraId="669E096E" w14:textId="77777777" w:rsidR="00CB6DA5" w:rsidRDefault="0056223F">
      <w:pPr>
        <w:spacing w:after="160"/>
      </w:pPr>
      <w:r>
        <w:rPr>
          <w:noProof/>
        </w:rPr>
        <w:lastRenderedPageBreak/>
        <w:drawing>
          <wp:inline distT="0" distB="0" distL="0" distR="0" wp14:anchorId="4074E280" wp14:editId="5F22258F">
            <wp:extent cx="6120057" cy="3442532"/>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rototype 20201209.016.jpeg"/>
                    <pic:cNvPicPr>
                      <a:picLocks noChangeAspect="1"/>
                    </pic:cNvPicPr>
                  </pic:nvPicPr>
                  <pic:blipFill>
                    <a:blip r:embed="rId23"/>
                    <a:stretch>
                      <a:fillRect/>
                    </a:stretch>
                  </pic:blipFill>
                  <pic:spPr>
                    <a:xfrm>
                      <a:off x="0" y="0"/>
                      <a:ext cx="6120057" cy="3442532"/>
                    </a:xfrm>
                    <a:prstGeom prst="rect">
                      <a:avLst/>
                    </a:prstGeom>
                    <a:ln w="12700" cap="flat">
                      <a:noFill/>
                      <a:miter lim="400000"/>
                    </a:ln>
                    <a:effectLst/>
                  </pic:spPr>
                </pic:pic>
              </a:graphicData>
            </a:graphic>
          </wp:inline>
        </w:drawing>
      </w:r>
    </w:p>
    <w:p w14:paraId="57DCA01E" w14:textId="77777777" w:rsidR="00CB6DA5" w:rsidRDefault="0056223F">
      <w:pPr>
        <w:spacing w:after="160"/>
      </w:pPr>
      <w:r>
        <w:t>Figure 12. Exercise - Choice Questions</w:t>
      </w:r>
    </w:p>
    <w:p w14:paraId="45F792F6" w14:textId="77777777" w:rsidR="00CB6DA5" w:rsidRDefault="00CB6DA5">
      <w:pPr>
        <w:spacing w:after="160"/>
      </w:pPr>
    </w:p>
    <w:p w14:paraId="45CDCF11" w14:textId="70433470" w:rsidR="00CB6DA5" w:rsidRDefault="0056223F">
      <w:pPr>
        <w:spacing w:after="160"/>
      </w:pPr>
      <w:del w:id="144" w:author="陈诗量" w:date="2020-12-09T22:25:00Z">
        <w:r w:rsidDel="001C50B1">
          <w:delText>Above all, we think this prototype demonstrates our ideas properly.</w:delText>
        </w:r>
      </w:del>
    </w:p>
    <w:sectPr w:rsidR="00CB6DA5">
      <w:pgSz w:w="11906" w:h="16838"/>
      <w:pgMar w:top="1134" w:right="1134" w:bottom="1134" w:left="1134" w:header="709" w:footer="85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2" w:author="陈诗量" w:date="2020-12-09T22:19:00Z" w:initials="陈诗量">
    <w:p w14:paraId="2326D4DC" w14:textId="1B03E0B9" w:rsidR="001C50B1" w:rsidRDefault="001C50B1">
      <w:pPr>
        <w:pStyle w:val="CommentText"/>
      </w:pPr>
      <w:r>
        <w:rPr>
          <w:rStyle w:val="CommentReference"/>
        </w:rPr>
        <w:annotationRef/>
      </w:r>
      <w:r>
        <w:rPr>
          <w:rFonts w:ascii="宋体" w:eastAsia="宋体" w:hAnsi="宋体" w:cs="宋体" w:hint="eastAsia"/>
        </w:rPr>
        <w:t>这里是断掉了嘛</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326D4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BCBE7" w16cex:dateUtc="2020-12-09T14: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326D4DC" w16cid:durableId="237BCB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8D5F15" w14:textId="77777777" w:rsidR="00755833" w:rsidRDefault="00755833">
      <w:r>
        <w:separator/>
      </w:r>
    </w:p>
  </w:endnote>
  <w:endnote w:type="continuationSeparator" w:id="0">
    <w:p w14:paraId="03610D7A" w14:textId="77777777" w:rsidR="00755833" w:rsidRDefault="00755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Arial"/>
    <w:charset w:val="00"/>
    <w:family w:val="roman"/>
    <w:pitch w:val="default"/>
  </w:font>
  <w:font w:name="Arial Unicode MS">
    <w:altName w:val="Arial"/>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687FB" w14:textId="77777777" w:rsidR="00755833" w:rsidRDefault="00755833">
      <w:r>
        <w:separator/>
      </w:r>
    </w:p>
  </w:footnote>
  <w:footnote w:type="continuationSeparator" w:id="0">
    <w:p w14:paraId="46225778" w14:textId="77777777" w:rsidR="00755833" w:rsidRDefault="00755833">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陈诗量">
    <w15:presenceInfo w15:providerId="None" w15:userId="陈诗量"/>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displayBackgroundShape/>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6DA5"/>
    <w:rsid w:val="001C50B1"/>
    <w:rsid w:val="00525707"/>
    <w:rsid w:val="0056223F"/>
    <w:rsid w:val="00755833"/>
    <w:rsid w:val="0089550D"/>
    <w:rsid w:val="00CB6DA5"/>
    <w:rsid w:val="00DD2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BC4D5"/>
  <w15:docId w15:val="{976B31D4-8B42-4619-8905-B5E3411CC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Subtitle">
    <w:name w:val="Subtitle"/>
    <w:next w:val="Normal"/>
    <w:uiPriority w:val="11"/>
    <w:qFormat/>
    <w:pPr>
      <w:keepNext/>
    </w:pPr>
    <w:rPr>
      <w:rFonts w:ascii="Helvetica Neue" w:eastAsia="Arial Unicode MS" w:hAnsi="Helvetica Neue" w:cs="Arial Unicode MS"/>
      <w:color w:val="000000"/>
      <w:sz w:val="40"/>
      <w:szCs w:val="40"/>
      <w14:textOutline w14:w="0" w14:cap="flat" w14:cmpd="sng" w14:algn="ctr">
        <w14:noFill/>
        <w14:prstDash w14:val="solid"/>
        <w14:bevel/>
      </w14:textOutline>
    </w:rPr>
  </w:style>
  <w:style w:type="paragraph" w:styleId="Header">
    <w:name w:val="header"/>
    <w:basedOn w:val="Normal"/>
    <w:link w:val="HeaderChar"/>
    <w:uiPriority w:val="99"/>
    <w:unhideWhenUsed/>
    <w:rsid w:val="0089550D"/>
    <w:pPr>
      <w:tabs>
        <w:tab w:val="center" w:pos="4153"/>
        <w:tab w:val="right" w:pos="8306"/>
      </w:tabs>
    </w:pPr>
  </w:style>
  <w:style w:type="character" w:customStyle="1" w:styleId="HeaderChar">
    <w:name w:val="Header Char"/>
    <w:basedOn w:val="DefaultParagraphFont"/>
    <w:link w:val="Header"/>
    <w:uiPriority w:val="99"/>
    <w:rsid w:val="0089550D"/>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paragraph" w:styleId="Footer">
    <w:name w:val="footer"/>
    <w:basedOn w:val="Normal"/>
    <w:link w:val="FooterChar"/>
    <w:uiPriority w:val="99"/>
    <w:unhideWhenUsed/>
    <w:rsid w:val="0089550D"/>
    <w:pPr>
      <w:tabs>
        <w:tab w:val="center" w:pos="4153"/>
        <w:tab w:val="right" w:pos="8306"/>
      </w:tabs>
    </w:pPr>
  </w:style>
  <w:style w:type="character" w:customStyle="1" w:styleId="FooterChar">
    <w:name w:val="Footer Char"/>
    <w:basedOn w:val="DefaultParagraphFont"/>
    <w:link w:val="Footer"/>
    <w:uiPriority w:val="99"/>
    <w:rsid w:val="0089550D"/>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8955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50D"/>
    <w:rPr>
      <w:rFonts w:ascii="Segoe UI" w:eastAsia="Arial Unicode MS" w:hAnsi="Segoe UI" w:cs="Segoe UI"/>
      <w:color w:val="000000"/>
      <w:sz w:val="18"/>
      <w:szCs w:val="18"/>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1C50B1"/>
    <w:rPr>
      <w:sz w:val="16"/>
      <w:szCs w:val="16"/>
    </w:rPr>
  </w:style>
  <w:style w:type="paragraph" w:styleId="CommentText">
    <w:name w:val="annotation text"/>
    <w:basedOn w:val="Normal"/>
    <w:link w:val="CommentTextChar"/>
    <w:uiPriority w:val="99"/>
    <w:semiHidden/>
    <w:unhideWhenUsed/>
    <w:rsid w:val="001C50B1"/>
    <w:rPr>
      <w:sz w:val="20"/>
      <w:szCs w:val="20"/>
    </w:rPr>
  </w:style>
  <w:style w:type="character" w:customStyle="1" w:styleId="CommentTextChar">
    <w:name w:val="Comment Text Char"/>
    <w:basedOn w:val="DefaultParagraphFont"/>
    <w:link w:val="CommentText"/>
    <w:uiPriority w:val="99"/>
    <w:semiHidden/>
    <w:rsid w:val="001C50B1"/>
    <w:rPr>
      <w:rFonts w:ascii="Helvetica Neue" w:eastAsia="Arial Unicode MS" w:hAnsi="Helvetica Neue" w:cs="Arial Unicode MS"/>
      <w:color w:val="000000"/>
      <w14:textOutline w14:w="0" w14:cap="flat" w14:cmpd="sng" w14:algn="ctr">
        <w14:noFill/>
        <w14:prstDash w14:val="solid"/>
        <w14:bevel/>
      </w14:textOutline>
    </w:rPr>
  </w:style>
  <w:style w:type="paragraph" w:styleId="CommentSubject">
    <w:name w:val="annotation subject"/>
    <w:basedOn w:val="CommentText"/>
    <w:next w:val="CommentText"/>
    <w:link w:val="CommentSubjectChar"/>
    <w:uiPriority w:val="99"/>
    <w:semiHidden/>
    <w:unhideWhenUsed/>
    <w:rsid w:val="001C50B1"/>
    <w:rPr>
      <w:b/>
      <w:bCs/>
    </w:rPr>
  </w:style>
  <w:style w:type="character" w:customStyle="1" w:styleId="CommentSubjectChar">
    <w:name w:val="Comment Subject Char"/>
    <w:basedOn w:val="CommentTextChar"/>
    <w:link w:val="CommentSubject"/>
    <w:uiPriority w:val="99"/>
    <w:semiHidden/>
    <w:rsid w:val="001C50B1"/>
    <w:rPr>
      <w:rFonts w:ascii="Helvetica Neue" w:eastAsia="Arial Unicode MS" w:hAnsi="Helvetica Neue" w:cs="Arial Unicode MS"/>
      <w:b/>
      <w:bCs/>
      <w:color w:val="000000"/>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16/09/relationships/commentsIds" Target="commentsIds.xm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2.jpeg"/><Relationship Id="rId7" Type="http://schemas.openxmlformats.org/officeDocument/2006/relationships/image" Target="media/image2.jpeg"/><Relationship Id="rId12" Type="http://schemas.microsoft.com/office/2011/relationships/commentsExtended" Target="commentsExtended.xml"/><Relationship Id="rId17" Type="http://schemas.openxmlformats.org/officeDocument/2006/relationships/image" Target="media/image8.jpeg"/><Relationship Id="rId25" Type="http://schemas.microsoft.com/office/2011/relationships/people" Target="people.xm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5.jpeg"/><Relationship Id="rId19" Type="http://schemas.openxmlformats.org/officeDocument/2006/relationships/image" Target="media/image10.jpeg"/><Relationship Id="rId4" Type="http://schemas.openxmlformats.org/officeDocument/2006/relationships/footnotes" Target="footnotes.xml"/><Relationship Id="rId9" Type="http://schemas.openxmlformats.org/officeDocument/2006/relationships/image" Target="media/image4.jpeg"/><Relationship Id="rId14" Type="http://schemas.microsoft.com/office/2018/08/relationships/commentsExtensible" Target="commentsExtensible.xml"/><Relationship Id="rId22" Type="http://schemas.openxmlformats.org/officeDocument/2006/relationships/image" Target="media/image13.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948</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陈诗量</dc:creator>
  <cp:lastModifiedBy>陈诗量</cp:lastModifiedBy>
  <cp:revision>2</cp:revision>
  <dcterms:created xsi:type="dcterms:W3CDTF">2020-12-09T14:25:00Z</dcterms:created>
  <dcterms:modified xsi:type="dcterms:W3CDTF">2020-12-09T14:25:00Z</dcterms:modified>
</cp:coreProperties>
</file>